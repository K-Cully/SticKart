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8" o:title=""/>
          </v:shape>
          <o:OLEObject Type="Embed" ProgID="Package" ShapeID="_x0000_i1025" DrawAspect="Content" ObjectID="_1413026261"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2" o:title=""/>
          </v:shape>
          <o:OLEObject Type="Embed" ProgID="Package" ShapeID="_x0000_i1026" DrawAspect="Content" ObjectID="_1413026262" r:id="rId13"/>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14"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ins w:id="0" w:author="Keith" w:date="2012-10-29T11:37:00Z"/>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lastRenderedPageBreak/>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7636FA" w:rsidP="00987188">
      <w:pPr>
        <w:rPr>
          <w:lang w:val="en-IE"/>
        </w:rPr>
      </w:pPr>
      <w:r>
        <w:rPr>
          <w:lang w:val="en-IE"/>
        </w:rPr>
        <w:t>Note: In the following video any actions which are happening without any on screen input are happening as a result of voice commands.</w:t>
      </w:r>
    </w:p>
    <w:p w:rsidR="007636FA" w:rsidRDefault="007636FA" w:rsidP="00987188">
      <w:pPr>
        <w:rPr>
          <w:ins w:id="1" w:author="Keith" w:date="2012-10-29T14:31:00Z"/>
          <w:lang w:val="en-IE"/>
        </w:rPr>
      </w:pPr>
      <w:r>
        <w:rPr>
          <w:lang w:val="en-IE"/>
        </w:rPr>
        <w:object w:dxaOrig="3480" w:dyaOrig="810">
          <v:shape id="_x0000_i1027" type="#_x0000_t75" style="width:174.1pt;height:40.3pt" o:ole="">
            <v:imagedata r:id="rId16" o:title=""/>
          </v:shape>
          <o:OLEObject Type="Embed" ProgID="Package" ShapeID="_x0000_i1027" DrawAspect="Content" ObjectID="_1413026263" r:id="rId17"/>
        </w:object>
      </w:r>
    </w:p>
    <w:p w:rsidR="007636FA" w:rsidRPr="00987188" w:rsidRDefault="007636FA" w:rsidP="00987188">
      <w:pPr>
        <w:rPr>
          <w:lang w:val="en-IE"/>
        </w:rPr>
      </w:pPr>
      <w:bookmarkStart w:id="2" w:name="_GoBack"/>
      <w:bookmarkEnd w:id="2"/>
    </w:p>
    <w:sectPr w:rsidR="007636FA" w:rsidRPr="009871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760A2"/>
    <w:rsid w:val="001B07FA"/>
    <w:rsid w:val="003C7201"/>
    <w:rsid w:val="00461C87"/>
    <w:rsid w:val="0048784F"/>
    <w:rsid w:val="00490FCE"/>
    <w:rsid w:val="004B722D"/>
    <w:rsid w:val="00532106"/>
    <w:rsid w:val="005F7D73"/>
    <w:rsid w:val="006B025B"/>
    <w:rsid w:val="00760185"/>
    <w:rsid w:val="007636FA"/>
    <w:rsid w:val="00953133"/>
    <w:rsid w:val="00987188"/>
    <w:rsid w:val="00A50AC1"/>
    <w:rsid w:val="00B07292"/>
    <w:rsid w:val="00C3756A"/>
    <w:rsid w:val="00D648D9"/>
    <w:rsid w:val="00D65CC3"/>
    <w:rsid w:val="00E079CF"/>
    <w:rsid w:val="00EC5389"/>
    <w:rsid w:val="00EE378E"/>
    <w:rsid w:val="00F7410B"/>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http://kinecttoolbox.codeplex.com/" TargetMode="Externa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channel9.msdn.com/coding4fun/kinect/The-Purple-Book-Using-Kinect-for-Windows-with-X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0C5C38-1301-4926-94A2-7DCBDD0A9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Pages>
  <Words>967</Words>
  <Characters>5516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20</cp:revision>
  <dcterms:created xsi:type="dcterms:W3CDTF">2012-10-21T10:18:00Z</dcterms:created>
  <dcterms:modified xsi:type="dcterms:W3CDTF">2012-10-29T14:31:00Z</dcterms:modified>
</cp:coreProperties>
</file>