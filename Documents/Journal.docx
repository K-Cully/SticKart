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106427"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106428"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6" o:title=""/>
          </v:shape>
          <o:OLEObject Type="Embed" ProgID="Package" ShapeID="_x0000_i1027" DrawAspect="Content" ObjectID="_1413106429" r:id="rId17"/>
        </w:object>
      </w:r>
    </w:p>
    <w:p w:rsidR="007636FA" w:rsidRDefault="00F97189" w:rsidP="00F97189">
      <w:pPr>
        <w:pStyle w:val="Heading2"/>
        <w:rPr>
          <w:lang w:val="en-IE"/>
        </w:rPr>
      </w:pPr>
      <w:bookmarkStart w:id="1" w:name="_GoBack"/>
      <w:r>
        <w:rPr>
          <w:lang w:val="en-IE"/>
        </w:rPr>
        <w:t>30/10/2012</w:t>
      </w:r>
    </w:p>
    <w:p w:rsidR="00F97189" w:rsidRP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bookmarkEnd w:id="1"/>
    </w:p>
    <w:sectPr w:rsidR="00F97189" w:rsidRPr="00F971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6B025B"/>
    <w:rsid w:val="00760185"/>
    <w:rsid w:val="007636FA"/>
    <w:rsid w:val="00953133"/>
    <w:rsid w:val="00987188"/>
    <w:rsid w:val="00A50AC1"/>
    <w:rsid w:val="00B07292"/>
    <w:rsid w:val="00C3756A"/>
    <w:rsid w:val="00D648D9"/>
    <w:rsid w:val="00D65CC3"/>
    <w:rsid w:val="00E079CF"/>
    <w:rsid w:val="00EC5389"/>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kinecttoolbox.codeplex.com/"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9BFFA-B40A-4421-B920-4A0CCB26E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Pages>
  <Words>995</Words>
  <Characters>5677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21</cp:revision>
  <dcterms:created xsi:type="dcterms:W3CDTF">2012-10-21T10:18:00Z</dcterms:created>
  <dcterms:modified xsi:type="dcterms:W3CDTF">2012-10-30T12:47:00Z</dcterms:modified>
</cp:coreProperties>
</file>