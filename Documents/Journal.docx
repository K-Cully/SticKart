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0AC1" w:rsidRDefault="00532106" w:rsidP="00532106">
      <w:pPr>
        <w:pStyle w:val="Title"/>
        <w:rPr>
          <w:lang w:val="en-IE"/>
        </w:rPr>
      </w:pPr>
      <w:r>
        <w:rPr>
          <w:lang w:val="en-IE"/>
        </w:rPr>
        <w:t>Journal</w:t>
      </w:r>
    </w:p>
    <w:p w:rsidR="00532106" w:rsidRDefault="00532106" w:rsidP="00532106">
      <w:pPr>
        <w:pStyle w:val="Heading1"/>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532106">
      <w:pPr>
        <w:pStyle w:val="Heading1"/>
        <w:rPr>
          <w:lang w:val="en-IE"/>
        </w:rPr>
      </w:pPr>
      <w:r>
        <w:rPr>
          <w:lang w:val="en-IE"/>
        </w:rPr>
        <w:t>18/10/12 &amp; 19/10/12</w:t>
      </w:r>
    </w:p>
    <w:p w:rsidR="00532106" w:rsidRDefault="00532106" w:rsidP="00532106">
      <w:pPr>
        <w:rPr>
          <w:lang w:val="en-IE"/>
        </w:rPr>
      </w:pPr>
      <w:r>
        <w:rPr>
          <w:lang w:val="en-IE"/>
        </w:rPr>
        <w:t xml:space="preserve">I set up all of my stories and sub-tasks on </w:t>
      </w:r>
      <w:proofErr w:type="spellStart"/>
      <w:r>
        <w:rPr>
          <w:lang w:val="en-IE"/>
        </w:rPr>
        <w:t>Jira</w:t>
      </w:r>
      <w:proofErr w:type="spellEnd"/>
      <w:r>
        <w:rPr>
          <w:lang w:val="en-IE"/>
        </w:rPr>
        <w:t xml:space="preserve">.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532106">
      <w:pPr>
        <w:pStyle w:val="Heading1"/>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61E295CF" wp14:editId="4C9A019C">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953133">
      <w:pPr>
        <w:pStyle w:val="Heading1"/>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xml:space="preserve">. The engine turned out to be easier to implement than I expected. It contains </w:t>
      </w:r>
      <w:r>
        <w:rPr>
          <w:lang w:val="en-IE"/>
        </w:rPr>
        <w:lastRenderedPageBreak/>
        <w:t>far more helper functions and classes than the average Box2D port. This has helped recuperate some of the time lost yesterday.</w:t>
      </w:r>
      <w:r w:rsidR="001B07FA">
        <w:rPr>
          <w:lang w:val="en-IE"/>
        </w:rPr>
        <w:t xml:space="preserve"> </w:t>
      </w:r>
    </w:p>
    <w:p w:rsidR="00D65CC3" w:rsidRDefault="00143A33" w:rsidP="00953133">
      <w:pPr>
        <w:rPr>
          <w:lang w:val="en-IE"/>
        </w:rPr>
      </w:pPr>
      <w:r>
        <w:rPr>
          <w:lang w:val="en-IE"/>
        </w:rPr>
        <w:object w:dxaOrig="4501"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5.15pt;height:40.3pt" o:ole="">
            <v:imagedata r:id="rId8" o:title=""/>
          </v:shape>
          <o:OLEObject Type="Embed" ProgID="Package" ShapeID="_x0000_i1025" DrawAspect="Content" ObjectID="_1413016008" r:id="rId9"/>
        </w:object>
      </w:r>
    </w:p>
    <w:p w:rsidR="001B07FA" w:rsidRDefault="001B07FA" w:rsidP="00953133">
      <w:pPr>
        <w:rPr>
          <w:lang w:val="en-IE"/>
        </w:rPr>
      </w:pPr>
      <w:r>
        <w:rPr>
          <w:lang w:val="en-IE"/>
        </w:rPr>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Default="00760185" w:rsidP="00E079CF">
      <w:pPr>
        <w:pStyle w:val="Heading2"/>
        <w:rPr>
          <w:lang w:val="en-IE"/>
        </w:rPr>
      </w:pPr>
      <w:r>
        <w:rPr>
          <w:lang w:val="en-IE"/>
        </w:rPr>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w:t>
      </w:r>
      <w:proofErr w:type="spellStart"/>
      <w:r>
        <w:rPr>
          <w:lang w:val="en-IE"/>
        </w:rPr>
        <w:t>msdn</w:t>
      </w:r>
      <w:proofErr w:type="spellEnd"/>
      <w:r>
        <w:rPr>
          <w:lang w:val="en-IE"/>
        </w:rPr>
        <w:t xml:space="preserve">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Default="001760A2" w:rsidP="00E079CF">
      <w:pPr>
        <w:pStyle w:val="Heading2"/>
        <w:rPr>
          <w:lang w:val="en-IE"/>
        </w:rPr>
      </w:pPr>
      <w:r>
        <w:rPr>
          <w:lang w:val="en-IE"/>
        </w:rPr>
        <w:t>2</w:t>
      </w:r>
      <w:r w:rsidR="00490FCE">
        <w:rPr>
          <w:lang w:val="en-IE"/>
        </w:rPr>
        <w:t>5</w:t>
      </w:r>
      <w:r>
        <w:rPr>
          <w:lang w:val="en-IE"/>
        </w:rPr>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10"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Default="00490FCE" w:rsidP="00E079CF">
      <w:pPr>
        <w:pStyle w:val="Heading2"/>
        <w:rPr>
          <w:lang w:val="en-IE"/>
        </w:rPr>
      </w:pPr>
      <w:r>
        <w:rPr>
          <w:lang w:val="en-IE"/>
        </w:rPr>
        <w:t>26/10/2012</w:t>
      </w:r>
    </w:p>
    <w:p w:rsidR="00490FCE" w:rsidRDefault="00490FCE" w:rsidP="00490FCE">
      <w:pPr>
        <w:rPr>
          <w:lang w:val="en-IE"/>
        </w:rPr>
      </w:pPr>
      <w:r>
        <w:rPr>
          <w:lang w:val="en-IE"/>
        </w:rPr>
        <w:t xml:space="preserve">Today I implemented a gesture manager and basic swipe gestures. I used the project at </w:t>
      </w:r>
      <w:hyperlink r:id="rId11"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E079CF">
      <w:pPr>
        <w:pStyle w:val="Heading2"/>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lastRenderedPageBreak/>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E079CF" w:rsidP="00E079CF">
      <w:pPr>
        <w:rPr>
          <w:lang w:val="en-IE"/>
        </w:rPr>
      </w:pPr>
      <w:r>
        <w:rPr>
          <w:lang w:val="en-IE"/>
        </w:rPr>
        <w:object w:dxaOrig="3480" w:dyaOrig="810">
          <v:shape id="_x0000_i1026" type="#_x0000_t75" style="width:174.1pt;height:40.3pt" o:ole="">
            <v:imagedata r:id="rId12" o:title=""/>
          </v:shape>
          <o:OLEObject Type="Embed" ProgID="Package" ShapeID="_x0000_i1026" DrawAspect="Content" ObjectID="_1413016009" r:id="rId13"/>
        </w:objec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14" w:history="1">
        <w:r w:rsidRPr="0089227E">
          <w:rPr>
            <w:rStyle w:val="Hyperlink"/>
            <w:lang w:val="en-IE"/>
          </w:rPr>
          <w:t>http://channel9.msdn.com/coding4fun/kinect/The-Purple-Book-Using-Kinect-for-Windows-with-XNA</w:t>
        </w:r>
      </w:hyperlink>
      <w:r>
        <w:rPr>
          <w:lang w:val="en-IE"/>
        </w:rPr>
        <w:t>) and the “</w:t>
      </w:r>
      <w:proofErr w:type="spellStart"/>
      <w:r w:rsidRPr="006B025B">
        <w:rPr>
          <w:lang w:val="en-IE"/>
        </w:rPr>
        <w:t>SpeechBasics</w:t>
      </w:r>
      <w:proofErr w:type="spellEnd"/>
      <w:r w:rsidRPr="006B025B">
        <w:rPr>
          <w:lang w:val="en-IE"/>
        </w:rPr>
        <w:t>-WPF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D648D9">
      <w:pPr>
        <w:pStyle w:val="Heading2"/>
        <w:rPr>
          <w:lang w:val="en-IE"/>
        </w:rPr>
      </w:pPr>
      <w:r>
        <w:rPr>
          <w:lang w:val="en-IE"/>
        </w:rPr>
        <w:t>28/10/2012</w:t>
      </w:r>
    </w:p>
    <w:p w:rsidR="00D648D9" w:rsidRDefault="00D648D9" w:rsidP="00D648D9">
      <w:pPr>
        <w:rPr>
          <w:ins w:id="0" w:author="Keith" w:date="2012-10-29T11:37:00Z"/>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987188">
      <w:pPr>
        <w:pStyle w:val="Heading2"/>
        <w:rPr>
          <w:lang w:val="en-IE"/>
        </w:rPr>
      </w:pPr>
      <w:bookmarkStart w:id="1" w:name="_GoBack"/>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Pr="00987188" w:rsidRDefault="00987188" w:rsidP="00987188">
      <w:pPr>
        <w:rPr>
          <w:lang w:val="en-IE"/>
        </w:rPr>
      </w:pPr>
      <w:r>
        <w:rPr>
          <w:noProof/>
          <w:lang w:val="en-IE" w:eastAsia="en-IE"/>
        </w:rPr>
        <w:drawing>
          <wp:inline distT="0" distB="0" distL="0" distR="0" wp14:anchorId="290ADB01" wp14:editId="20808C6F">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581282" cy="2013323"/>
                    </a:xfrm>
                    <a:prstGeom prst="rect">
                      <a:avLst/>
                    </a:prstGeom>
                  </pic:spPr>
                </pic:pic>
              </a:graphicData>
            </a:graphic>
          </wp:inline>
        </w:drawing>
      </w:r>
      <w:bookmarkEnd w:id="1"/>
    </w:p>
    <w:sectPr w:rsidR="00987188" w:rsidRPr="0098718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trackRevisions/>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143A33"/>
    <w:rsid w:val="001760A2"/>
    <w:rsid w:val="001B07FA"/>
    <w:rsid w:val="003C7201"/>
    <w:rsid w:val="00461C87"/>
    <w:rsid w:val="0048784F"/>
    <w:rsid w:val="00490FCE"/>
    <w:rsid w:val="004B722D"/>
    <w:rsid w:val="00532106"/>
    <w:rsid w:val="005F7D73"/>
    <w:rsid w:val="006B025B"/>
    <w:rsid w:val="00760185"/>
    <w:rsid w:val="00953133"/>
    <w:rsid w:val="00987188"/>
    <w:rsid w:val="00A50AC1"/>
    <w:rsid w:val="00B07292"/>
    <w:rsid w:val="00C3756A"/>
    <w:rsid w:val="00D648D9"/>
    <w:rsid w:val="00D65CC3"/>
    <w:rsid w:val="00E079CF"/>
    <w:rsid w:val="00EC5389"/>
    <w:rsid w:val="00EE378E"/>
    <w:rsid w:val="00F7410B"/>
    <w:rsid w:val="00FC137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oleObject" Target="embeddings/oleObject2.bin"/><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3.emf"/><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kinecttoolbox.codeplex.com/" TargetMode="External"/><Relationship Id="rId5" Type="http://schemas.openxmlformats.org/officeDocument/2006/relationships/settings" Target="settings.xml"/><Relationship Id="rId15" Type="http://schemas.openxmlformats.org/officeDocument/2006/relationships/image" Target="media/image4.png"/><Relationship Id="rId10" Type="http://schemas.openxmlformats.org/officeDocument/2006/relationships/hyperlink" Target="http://kinecttoolbox.codeplex.com/" TargetMode="External"/><Relationship Id="rId4" Type="http://schemas.microsoft.com/office/2007/relationships/stylesWithEffects" Target="stylesWithEffects.xml"/><Relationship Id="rId9" Type="http://schemas.openxmlformats.org/officeDocument/2006/relationships/oleObject" Target="embeddings/oleObject1.bin"/><Relationship Id="rId14" Type="http://schemas.openxmlformats.org/officeDocument/2006/relationships/hyperlink" Target="http://channel9.msdn.com/coding4fun/kinect/The-Purple-Book-Using-Kinect-for-Windows-with-XN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D743FC-6016-4B88-8E90-F07FAAF5C8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3</Pages>
  <Words>899</Words>
  <Characters>5128</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Keith</dc:creator>
  <cp:lastModifiedBy>Keith</cp:lastModifiedBy>
  <cp:revision>19</cp:revision>
  <dcterms:created xsi:type="dcterms:W3CDTF">2012-10-21T10:18:00Z</dcterms:created>
  <dcterms:modified xsi:type="dcterms:W3CDTF">2012-10-29T11:40:00Z</dcterms:modified>
</cp:coreProperties>
</file>