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32106" w:rsidRDefault="00532106" w:rsidP="00532106">
      <w:pPr>
        <w:pStyle w:val="Heading1"/>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532106">
      <w:pPr>
        <w:pStyle w:val="Heading1"/>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532106">
      <w:pPr>
        <w:pStyle w:val="Heading1"/>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53133">
      <w:pPr>
        <w:pStyle w:val="Heading1"/>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xml:space="preserve">. The engine turned out to be easier to implement than I expected. It contains </w:t>
      </w:r>
      <w:r>
        <w:rPr>
          <w:lang w:val="en-IE"/>
        </w:rPr>
        <w:lastRenderedPageBreak/>
        <w:t>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15pt;height:40.3pt" o:ole="">
            <v:imagedata r:id="rId8" o:title=""/>
          </v:shape>
          <o:OLEObject Type="Embed" ProgID="Package" ShapeID="_x0000_i1025" DrawAspect="Content" ObjectID="_1413552853" r:id="rId9"/>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Default="00760185" w:rsidP="00E079CF">
      <w:pPr>
        <w:pStyle w:val="Heading2"/>
        <w:rPr>
          <w:lang w:val="en-IE"/>
        </w:rPr>
      </w:pPr>
      <w:r>
        <w:rPr>
          <w:lang w:val="en-IE"/>
        </w:rPr>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Default="001760A2" w:rsidP="00E079CF">
      <w:pPr>
        <w:pStyle w:val="Heading2"/>
        <w:rPr>
          <w:lang w:val="en-IE"/>
        </w:rPr>
      </w:pPr>
      <w:r>
        <w:rPr>
          <w:lang w:val="en-IE"/>
        </w:rPr>
        <w:t>2</w:t>
      </w:r>
      <w:r w:rsidR="00490FCE">
        <w:rPr>
          <w:lang w:val="en-IE"/>
        </w:rPr>
        <w:t>5</w:t>
      </w:r>
      <w:r>
        <w:rPr>
          <w:lang w:val="en-IE"/>
        </w:rPr>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Default="00490FCE" w:rsidP="00E079CF">
      <w:pPr>
        <w:pStyle w:val="Heading2"/>
        <w:rPr>
          <w:lang w:val="en-IE"/>
        </w:rPr>
      </w:pPr>
      <w:r>
        <w:rPr>
          <w:lang w:val="en-IE"/>
        </w:rPr>
        <w:t>26/10/2012</w:t>
      </w:r>
    </w:p>
    <w:p w:rsidR="00490FCE" w:rsidRDefault="00490FCE" w:rsidP="00490FCE">
      <w:pPr>
        <w:rPr>
          <w:lang w:val="en-IE"/>
        </w:rPr>
      </w:pPr>
      <w:r>
        <w:rPr>
          <w:lang w:val="en-IE"/>
        </w:rPr>
        <w:t xml:space="preserve">Today I implemented a gesture manager and basic swipe gestures. I used the project at </w:t>
      </w:r>
      <w:hyperlink r:id="rId11"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lastRenderedPageBreak/>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E079CF" w:rsidP="00E079CF">
      <w:pPr>
        <w:rPr>
          <w:lang w:val="en-IE"/>
        </w:rPr>
      </w:pPr>
      <w:r>
        <w:rPr>
          <w:lang w:val="en-IE"/>
        </w:rPr>
        <w:object w:dxaOrig="3480" w:dyaOrig="810">
          <v:shape id="_x0000_i1026" type="#_x0000_t75" style="width:174.1pt;height:40.3pt" o:ole="">
            <v:imagedata r:id="rId12" o:title=""/>
          </v:shape>
          <o:OLEObject Type="Embed" ProgID="Package" ShapeID="_x0000_i1026" DrawAspect="Content" ObjectID="_1413552854" r:id="rId13"/>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14"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ins w:id="0" w:author="Keith" w:date="2012-10-29T11:37:00Z"/>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lastRenderedPageBreak/>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7636FA" w:rsidP="00987188">
      <w:pPr>
        <w:rPr>
          <w:lang w:val="en-IE"/>
        </w:rPr>
      </w:pPr>
      <w:r>
        <w:rPr>
          <w:lang w:val="en-IE"/>
        </w:rPr>
        <w:t>Note: In the following video any actions which are happening without any on screen input are happening as a result of voice commands.</w:t>
      </w:r>
    </w:p>
    <w:p w:rsidR="007636FA" w:rsidRDefault="007636FA" w:rsidP="00987188">
      <w:pPr>
        <w:rPr>
          <w:lang w:val="en-IE"/>
        </w:rPr>
      </w:pPr>
      <w:r>
        <w:rPr>
          <w:lang w:val="en-IE"/>
        </w:rPr>
        <w:object w:dxaOrig="3480" w:dyaOrig="810">
          <v:shape id="_x0000_i1027" type="#_x0000_t75" style="width:174.1pt;height:40.3pt" o:ole="">
            <v:imagedata r:id="rId16" o:title=""/>
          </v:shape>
          <o:OLEObject Type="Embed" ProgID="Package" ShapeID="_x0000_i1027" DrawAspect="Content" ObjectID="_1413552855" r:id="rId17"/>
        </w:objec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1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1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lastRenderedPageBreak/>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2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2" w:history="1">
        <w:r w:rsidRPr="00890376">
          <w:rPr>
            <w:rStyle w:val="Hyperlink"/>
            <w:lang w:val="en-IE"/>
          </w:rPr>
          <w:t>http://jason-mitchell.com/xna/xna-and-c-calling-datetime-now-is-expensive/</w:t>
        </w:r>
      </w:hyperlink>
      <w:r>
        <w:rPr>
          <w:lang w:val="en-IE"/>
        </w:rPr>
        <w:t>.</w:t>
      </w:r>
    </w:p>
    <w:p w:rsidR="00881540" w:rsidRPr="00E3109E" w:rsidRDefault="00881540" w:rsidP="00E3109E">
      <w:pPr>
        <w:rPr>
          <w:lang w:val="en-IE"/>
        </w:rPr>
      </w:pPr>
      <w:r>
        <w:rPr>
          <w:lang w:val="en-IE"/>
        </w:rPr>
        <w:t xml:space="preserve">I implemented the movement of the player’s in game representation using the method I described yesterday. This required some trial and error to get the motor and weld joints positioned correctly between the </w:t>
      </w:r>
      <w:bookmarkStart w:id="1" w:name="_GoBack"/>
      <w:bookmarkEnd w:id="1"/>
      <w:r>
        <w:rPr>
          <w:lang w:val="en-IE"/>
        </w:rPr>
        <w:t>wheel and the other two</w:t>
      </w:r>
      <w:r>
        <w:rPr>
          <w:lang w:val="en-IE"/>
        </w:rPr>
        <w:t xml:space="preserve"> </w:t>
      </w:r>
      <w:r>
        <w:rPr>
          <w:lang w:val="en-IE"/>
        </w:rPr>
        <w:t>physics bodies in the object.</w:t>
      </w:r>
    </w:p>
    <w:sectPr w:rsidR="00881540" w:rsidRPr="00E310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575B3"/>
    <w:rsid w:val="001760A2"/>
    <w:rsid w:val="001B07FA"/>
    <w:rsid w:val="00307830"/>
    <w:rsid w:val="003C7201"/>
    <w:rsid w:val="00461C87"/>
    <w:rsid w:val="0048784F"/>
    <w:rsid w:val="00490FCE"/>
    <w:rsid w:val="004B722D"/>
    <w:rsid w:val="00532106"/>
    <w:rsid w:val="005703B0"/>
    <w:rsid w:val="005F7D73"/>
    <w:rsid w:val="006B025B"/>
    <w:rsid w:val="00760185"/>
    <w:rsid w:val="007636FA"/>
    <w:rsid w:val="00881540"/>
    <w:rsid w:val="00892AD2"/>
    <w:rsid w:val="00953133"/>
    <w:rsid w:val="00987188"/>
    <w:rsid w:val="00A50AC1"/>
    <w:rsid w:val="00B07292"/>
    <w:rsid w:val="00C21334"/>
    <w:rsid w:val="00C3756A"/>
    <w:rsid w:val="00D648D9"/>
    <w:rsid w:val="00D65CC3"/>
    <w:rsid w:val="00E079CF"/>
    <w:rsid w:val="00E3109E"/>
    <w:rsid w:val="00EC5389"/>
    <w:rsid w:val="00EE378E"/>
    <w:rsid w:val="00F7410B"/>
    <w:rsid w:val="00F97189"/>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hyperlink" Target="http://msdn.microsoft.com/en-us/library/ms165429.aspx" TargetMode="External"/><Relationship Id="rId3" Type="http://schemas.openxmlformats.org/officeDocument/2006/relationships/styles" Target="styles.xml"/><Relationship Id="rId21" Type="http://schemas.openxmlformats.org/officeDocument/2006/relationships/hyperlink" Target="http://www.eggheadcafe.com/tutorials/csharp/71b57428-6b59-4466-9762-ecb437ffac98/is-twitter-good-for-developers--and-datetimenow.aspx" TargetMode="External"/><Relationship Id="rId7" Type="http://schemas.openxmlformats.org/officeDocument/2006/relationships/image" Target="media/image1.png"/><Relationship Id="rId12" Type="http://schemas.openxmlformats.org/officeDocument/2006/relationships/image" Target="media/image3.emf"/><Relationship Id="rId17"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yperlink" Target="http://amazingretardo.simiansoftwerks.com/2010/02/17/platformer-character-control-farseer-physics-engin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kinecttoolbox.codeplex.com/" TargetMode="External"/><Relationship Id="rId19" Type="http://schemas.openxmlformats.org/officeDocument/2006/relationships/hyperlink" Target="http://elmaskubilay.blogspot.ie/2012/06/find-guid-globally-unique-identifier-of.html"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jason-mitchell.com/xna/xna-and-c-calling-datetime-now-is-expens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B8D1E6-9A61-41DA-B59B-0D87D43D9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5</Pages>
  <Words>1636</Words>
  <Characters>9330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25</cp:revision>
  <dcterms:created xsi:type="dcterms:W3CDTF">2012-10-21T10:18:00Z</dcterms:created>
  <dcterms:modified xsi:type="dcterms:W3CDTF">2012-11-04T16:48:00Z</dcterms:modified>
</cp:coreProperties>
</file>