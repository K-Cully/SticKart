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8" o:title=""/>
          </v:shape>
          <o:OLEObject Type="Embed" ProgID="Package" ShapeID="_x0000_i1025" DrawAspect="Content" ObjectID="_1413201168"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2" o:title=""/>
          </v:shape>
          <o:OLEObject Type="Embed" ProgID="Package" ShapeID="_x0000_i1026" DrawAspect="Content" ObjectID="_1413201169" r:id="rId13"/>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14"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ins w:id="0" w:author="Keith" w:date="2012-10-29T11:37:00Z"/>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lastRenderedPageBreak/>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7636FA" w:rsidP="00987188">
      <w:pPr>
        <w:rPr>
          <w:lang w:val="en-IE"/>
        </w:rPr>
      </w:pPr>
      <w:r>
        <w:rPr>
          <w:lang w:val="en-IE"/>
        </w:rPr>
        <w:t>Note: In the following video any actions which are happening without any on screen input are happening as a result of voice commands.</w:t>
      </w:r>
    </w:p>
    <w:p w:rsidR="007636FA" w:rsidRDefault="007636FA" w:rsidP="00987188">
      <w:pPr>
        <w:rPr>
          <w:lang w:val="en-IE"/>
        </w:rPr>
      </w:pPr>
      <w:r>
        <w:rPr>
          <w:lang w:val="en-IE"/>
        </w:rPr>
        <w:object w:dxaOrig="3480" w:dyaOrig="810">
          <v:shape id="_x0000_i1027" type="#_x0000_t75" style="width:174.1pt;height:40.3pt" o:ole="">
            <v:imagedata r:id="rId16" o:title=""/>
          </v:shape>
          <o:OLEObject Type="Embed" ProgID="Package" ShapeID="_x0000_i1027" DrawAspect="Content" ObjectID="_1413201170" r:id="rId17"/>
        </w:objec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w:t>
      </w:r>
      <w:bookmarkStart w:id="1" w:name="_GoBack"/>
      <w:bookmarkEnd w:id="1"/>
      <w:r>
        <w:rPr>
          <w:lang w:val="en-IE"/>
        </w:rPr>
        <w:t>sdn</w:t>
      </w:r>
      <w:proofErr w:type="spellEnd"/>
      <w:r>
        <w:rPr>
          <w:lang w:val="en-IE"/>
        </w:rPr>
        <w:t xml:space="preserve"> (</w:t>
      </w:r>
      <w:hyperlink r:id="rId1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1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Pr="001575B3" w:rsidRDefault="001575B3" w:rsidP="001575B3">
      <w:pPr>
        <w:rPr>
          <w:lang w:val="en-IE"/>
        </w:rPr>
      </w:pPr>
    </w:p>
    <w:sectPr w:rsidR="001575B3" w:rsidRPr="001575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575B3"/>
    <w:rsid w:val="001760A2"/>
    <w:rsid w:val="001B07FA"/>
    <w:rsid w:val="00307830"/>
    <w:rsid w:val="003C7201"/>
    <w:rsid w:val="00461C87"/>
    <w:rsid w:val="0048784F"/>
    <w:rsid w:val="00490FCE"/>
    <w:rsid w:val="004B722D"/>
    <w:rsid w:val="00532106"/>
    <w:rsid w:val="005F7D73"/>
    <w:rsid w:val="006B025B"/>
    <w:rsid w:val="00760185"/>
    <w:rsid w:val="007636FA"/>
    <w:rsid w:val="00953133"/>
    <w:rsid w:val="00987188"/>
    <w:rsid w:val="00A50AC1"/>
    <w:rsid w:val="00B07292"/>
    <w:rsid w:val="00C3756A"/>
    <w:rsid w:val="00D648D9"/>
    <w:rsid w:val="00D65CC3"/>
    <w:rsid w:val="00E079CF"/>
    <w:rsid w:val="00EC5389"/>
    <w:rsid w:val="00EE378E"/>
    <w:rsid w:val="00F7410B"/>
    <w:rsid w:val="00F97189"/>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hyperlink" Target="http://msdn.microsoft.com/en-us/library/ms165429.aspx"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http://kinecttoolbox.codeplex.com/" TargetMode="External"/><Relationship Id="rId19" Type="http://schemas.openxmlformats.org/officeDocument/2006/relationships/hyperlink" Target="http://elmaskubilay.blogspot.ie/2012/06/find-guid-globally-unique-identifier-of.html"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channel9.msdn.com/coding4fun/kinect/The-Purple-Book-Using-Kinect-for-Windows-with-X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20A41-F32F-4B7D-9C94-901AD540F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4</Pages>
  <Words>1257</Words>
  <Characters>7168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22</cp:revision>
  <dcterms:created xsi:type="dcterms:W3CDTF">2012-10-21T10:18:00Z</dcterms:created>
  <dcterms:modified xsi:type="dcterms:W3CDTF">2012-10-31T15:06:00Z</dcterms:modified>
</cp:coreProperties>
</file>