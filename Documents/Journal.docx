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531185"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531186"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6" o:title=""/>
          </v:shape>
          <o:OLEObject Type="Embed" ProgID="Package" ShapeID="_x0000_i1027" DrawAspect="Content" ObjectID="_1413531187" r:id="rId17"/>
        </w:objec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1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1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bookmarkStart w:id="1" w:name="_GoBack"/>
      <w:bookmarkEnd w:id="1"/>
      <w:r>
        <w:rPr>
          <w:lang w:val="en-IE"/>
        </w:rPr>
        <w:lastRenderedPageBreak/>
        <w:t>3/11/12</w:t>
      </w:r>
    </w:p>
    <w:p w:rsidR="00892AD2" w:rsidRDefault="00892AD2" w:rsidP="005703B0">
      <w:pPr>
        <w:rPr>
          <w:lang w:val="en-IE"/>
        </w:rPr>
      </w:pPr>
      <w:r>
        <w:rPr>
          <w:lang w:val="en-IE"/>
        </w:rPr>
        <w:t xml:space="preserve">I altered the vertical swipe gesture </w:t>
      </w:r>
      <w:r>
        <w:rPr>
          <w:lang w:val="en-IE"/>
        </w:rPr>
        <w:t>detector with the ability to switch on and off detection of up or down gestures. This is useful for detecting jumping and running as I only wanted to track the up swipe for these</w:t>
      </w:r>
      <w:r>
        <w:rPr>
          <w:lang w:val="en-IE"/>
        </w:rPr>
        <w:t xml:space="preserve"> and also saves compute time as it decreases the number of gesture entry searches</w:t>
      </w:r>
      <w:r>
        <w:rPr>
          <w:lang w:val="en-IE"/>
        </w:rPr>
        <w:t>.</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Pr="00892AD2"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sectPr w:rsidR="005703B0" w:rsidRPr="00892A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75B3"/>
    <w:rsid w:val="001760A2"/>
    <w:rsid w:val="001B07FA"/>
    <w:rsid w:val="00307830"/>
    <w:rsid w:val="003C7201"/>
    <w:rsid w:val="00461C87"/>
    <w:rsid w:val="0048784F"/>
    <w:rsid w:val="00490FCE"/>
    <w:rsid w:val="004B722D"/>
    <w:rsid w:val="00532106"/>
    <w:rsid w:val="005703B0"/>
    <w:rsid w:val="005F7D73"/>
    <w:rsid w:val="006B025B"/>
    <w:rsid w:val="00760185"/>
    <w:rsid w:val="007636FA"/>
    <w:rsid w:val="00892AD2"/>
    <w:rsid w:val="00953133"/>
    <w:rsid w:val="00987188"/>
    <w:rsid w:val="00A50AC1"/>
    <w:rsid w:val="00B07292"/>
    <w:rsid w:val="00C21334"/>
    <w:rsid w:val="00C3756A"/>
    <w:rsid w:val="00D648D9"/>
    <w:rsid w:val="00D65CC3"/>
    <w:rsid w:val="00E079CF"/>
    <w:rsid w:val="00EC5389"/>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hyperlink" Target="http://msdn.microsoft.com/en-us/library/ms165429.aspx"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amazingretardo.simiansoftwerks.com/2010/02/17/platformer-character-control-farseer-physics-engin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kinecttoolbox.codeplex.com/" TargetMode="External"/><Relationship Id="rId19"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F73560-3F31-4C4A-BD4C-D88B7FDEC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Pages>
  <Words>1491</Words>
  <Characters>8501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23</cp:revision>
  <dcterms:created xsi:type="dcterms:W3CDTF">2012-10-21T10:18:00Z</dcterms:created>
  <dcterms:modified xsi:type="dcterms:W3CDTF">2012-11-04T10:47:00Z</dcterms:modified>
</cp:coreProperties>
</file>