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0AC1" w:rsidRDefault="00532106" w:rsidP="00532106">
      <w:pPr>
        <w:pStyle w:val="Title"/>
        <w:rPr>
          <w:lang w:val="en-IE"/>
        </w:rPr>
      </w:pPr>
      <w:r>
        <w:rPr>
          <w:lang w:val="en-IE"/>
        </w:rPr>
        <w:t>Journal</w:t>
      </w:r>
    </w:p>
    <w:p w:rsidR="00532106" w:rsidRDefault="00532106" w:rsidP="00532106">
      <w:pPr>
        <w:pStyle w:val="Heading1"/>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532106">
      <w:pPr>
        <w:pStyle w:val="Heading1"/>
        <w:rPr>
          <w:lang w:val="en-IE"/>
        </w:rPr>
      </w:pPr>
      <w:r>
        <w:rPr>
          <w:lang w:val="en-IE"/>
        </w:rPr>
        <w:t>18/10/12 &amp; 19/10/12</w:t>
      </w:r>
    </w:p>
    <w:p w:rsidR="00532106" w:rsidRDefault="00532106" w:rsidP="00532106">
      <w:pPr>
        <w:rPr>
          <w:lang w:val="en-IE"/>
        </w:rPr>
      </w:pPr>
      <w:r>
        <w:rPr>
          <w:lang w:val="en-IE"/>
        </w:rPr>
        <w:t xml:space="preserve">I set up all of my stories and sub-tasks on </w:t>
      </w:r>
      <w:proofErr w:type="spellStart"/>
      <w:r>
        <w:rPr>
          <w:lang w:val="en-IE"/>
        </w:rPr>
        <w:t>Jira</w:t>
      </w:r>
      <w:proofErr w:type="spellEnd"/>
      <w:r>
        <w:rPr>
          <w:lang w:val="en-IE"/>
        </w:rPr>
        <w:t xml:space="preserve">.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532106">
      <w:pPr>
        <w:pStyle w:val="Heading1"/>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61E295CF" wp14:editId="4C9A019C">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953133">
      <w:pPr>
        <w:pStyle w:val="Heading1"/>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xml:space="preserve">. The engine turned out to be easier to implement than I expected. It contains </w:t>
      </w:r>
      <w:r>
        <w:rPr>
          <w:lang w:val="en-IE"/>
        </w:rPr>
        <w:lastRenderedPageBreak/>
        <w:t>far more helper functions and classes than the average Box2D port. This has helped recuperate some of the time lost yesterday.</w:t>
      </w:r>
      <w:r w:rsidR="001B07FA">
        <w:rPr>
          <w:lang w:val="en-IE"/>
        </w:rPr>
        <w:t xml:space="preserve"> </w:t>
      </w:r>
    </w:p>
    <w:p w:rsidR="00D65CC3" w:rsidRDefault="00143A33" w:rsidP="00953133">
      <w:pPr>
        <w:rPr>
          <w:lang w:val="en-IE"/>
        </w:rPr>
      </w:pPr>
      <w:r>
        <w:rPr>
          <w:lang w:val="en-IE"/>
        </w:rPr>
        <w:object w:dxaOrig="4501"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5.15pt;height:40.3pt" o:ole="">
            <v:imagedata r:id="rId8" o:title=""/>
          </v:shape>
          <o:OLEObject Type="Embed" ProgID="Package" ShapeID="_x0000_i1025" DrawAspect="Content" ObjectID="_1413541683" r:id="rId9"/>
        </w:object>
      </w:r>
    </w:p>
    <w:p w:rsidR="001B07FA" w:rsidRDefault="001B07FA" w:rsidP="00953133">
      <w:pPr>
        <w:rPr>
          <w:lang w:val="en-IE"/>
        </w:rPr>
      </w:pPr>
      <w:r>
        <w:rPr>
          <w:lang w:val="en-IE"/>
        </w:rPr>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Default="00760185" w:rsidP="00E079CF">
      <w:pPr>
        <w:pStyle w:val="Heading2"/>
        <w:rPr>
          <w:lang w:val="en-IE"/>
        </w:rPr>
      </w:pPr>
      <w:r>
        <w:rPr>
          <w:lang w:val="en-IE"/>
        </w:rPr>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w:t>
      </w:r>
      <w:proofErr w:type="spellStart"/>
      <w:r>
        <w:rPr>
          <w:lang w:val="en-IE"/>
        </w:rPr>
        <w:t>msdn</w:t>
      </w:r>
      <w:proofErr w:type="spellEnd"/>
      <w:r>
        <w:rPr>
          <w:lang w:val="en-IE"/>
        </w:rPr>
        <w:t xml:space="preserve">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Default="001760A2" w:rsidP="00E079CF">
      <w:pPr>
        <w:pStyle w:val="Heading2"/>
        <w:rPr>
          <w:lang w:val="en-IE"/>
        </w:rPr>
      </w:pPr>
      <w:r>
        <w:rPr>
          <w:lang w:val="en-IE"/>
        </w:rPr>
        <w:t>2</w:t>
      </w:r>
      <w:r w:rsidR="00490FCE">
        <w:rPr>
          <w:lang w:val="en-IE"/>
        </w:rPr>
        <w:t>5</w:t>
      </w:r>
      <w:r>
        <w:rPr>
          <w:lang w:val="en-IE"/>
        </w:rPr>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10"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Default="00490FCE" w:rsidP="00E079CF">
      <w:pPr>
        <w:pStyle w:val="Heading2"/>
        <w:rPr>
          <w:lang w:val="en-IE"/>
        </w:rPr>
      </w:pPr>
      <w:r>
        <w:rPr>
          <w:lang w:val="en-IE"/>
        </w:rPr>
        <w:t>26/10/2012</w:t>
      </w:r>
    </w:p>
    <w:p w:rsidR="00490FCE" w:rsidRDefault="00490FCE" w:rsidP="00490FCE">
      <w:pPr>
        <w:rPr>
          <w:lang w:val="en-IE"/>
        </w:rPr>
      </w:pPr>
      <w:r>
        <w:rPr>
          <w:lang w:val="en-IE"/>
        </w:rPr>
        <w:t xml:space="preserve">Today I implemented a gesture manager and basic swipe gestures. I used the project at </w:t>
      </w:r>
      <w:hyperlink r:id="rId11"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E079CF">
      <w:pPr>
        <w:pStyle w:val="Heading2"/>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lastRenderedPageBreak/>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E079CF" w:rsidP="00E079CF">
      <w:pPr>
        <w:rPr>
          <w:lang w:val="en-IE"/>
        </w:rPr>
      </w:pPr>
      <w:r>
        <w:rPr>
          <w:lang w:val="en-IE"/>
        </w:rPr>
        <w:object w:dxaOrig="3480" w:dyaOrig="810">
          <v:shape id="_x0000_i1026" type="#_x0000_t75" style="width:174.1pt;height:40.3pt" o:ole="">
            <v:imagedata r:id="rId12" o:title=""/>
          </v:shape>
          <o:OLEObject Type="Embed" ProgID="Package" ShapeID="_x0000_i1026" DrawAspect="Content" ObjectID="_1413541684" r:id="rId13"/>
        </w:objec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14" w:history="1">
        <w:r w:rsidRPr="0089227E">
          <w:rPr>
            <w:rStyle w:val="Hyperlink"/>
            <w:lang w:val="en-IE"/>
          </w:rPr>
          <w:t>http://channel9.msdn.com/coding4fun/kinect/The-Purple-Book-Using-Kinect-for-Windows-with-XNA</w:t>
        </w:r>
      </w:hyperlink>
      <w:r>
        <w:rPr>
          <w:lang w:val="en-IE"/>
        </w:rPr>
        <w:t>) and the “</w:t>
      </w:r>
      <w:proofErr w:type="spellStart"/>
      <w:r w:rsidRPr="006B025B">
        <w:rPr>
          <w:lang w:val="en-IE"/>
        </w:rPr>
        <w:t>SpeechBasics</w:t>
      </w:r>
      <w:proofErr w:type="spellEnd"/>
      <w:r w:rsidRPr="006B025B">
        <w:rPr>
          <w:lang w:val="en-IE"/>
        </w:rPr>
        <w:t>-WPF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D648D9">
      <w:pPr>
        <w:pStyle w:val="Heading2"/>
        <w:rPr>
          <w:lang w:val="en-IE"/>
        </w:rPr>
      </w:pPr>
      <w:r>
        <w:rPr>
          <w:lang w:val="en-IE"/>
        </w:rPr>
        <w:t>28/10/2012</w:t>
      </w:r>
    </w:p>
    <w:p w:rsidR="00D648D9" w:rsidRDefault="00D648D9" w:rsidP="00D648D9">
      <w:pPr>
        <w:rPr>
          <w:ins w:id="0" w:author="Keith" w:date="2012-10-29T11:37:00Z"/>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987188">
      <w:pPr>
        <w:pStyle w:val="Heading2"/>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290ADB01" wp14:editId="20808C6F">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lastRenderedPageBreak/>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7636FA" w:rsidP="00987188">
      <w:pPr>
        <w:rPr>
          <w:lang w:val="en-IE"/>
        </w:rPr>
      </w:pPr>
      <w:r>
        <w:rPr>
          <w:lang w:val="en-IE"/>
        </w:rPr>
        <w:t>Note: In the following video any actions which are happening without any on screen input are happening as a result of voice commands.</w:t>
      </w:r>
    </w:p>
    <w:p w:rsidR="007636FA" w:rsidRDefault="007636FA" w:rsidP="00987188">
      <w:pPr>
        <w:rPr>
          <w:lang w:val="en-IE"/>
        </w:rPr>
      </w:pPr>
      <w:r>
        <w:rPr>
          <w:lang w:val="en-IE"/>
        </w:rPr>
        <w:object w:dxaOrig="3480" w:dyaOrig="810">
          <v:shape id="_x0000_i1027" type="#_x0000_t75" style="width:174.1pt;height:40.3pt" o:ole="">
            <v:imagedata r:id="rId16" o:title=""/>
          </v:shape>
          <o:OLEObject Type="Embed" ProgID="Package" ShapeID="_x0000_i1027" DrawAspect="Content" ObjectID="_1413541685" r:id="rId17"/>
        </w:object>
      </w:r>
    </w:p>
    <w:p w:rsidR="007636FA" w:rsidRDefault="00F97189" w:rsidP="00F97189">
      <w:pPr>
        <w:pStyle w:val="Heading2"/>
        <w:rPr>
          <w:lang w:val="en-IE"/>
        </w:rPr>
      </w:pPr>
      <w:r>
        <w:rPr>
          <w:lang w:val="en-IE"/>
        </w:rPr>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307830">
      <w:pPr>
        <w:pStyle w:val="Heading2"/>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w:t>
      </w:r>
      <w:proofErr w:type="spellStart"/>
      <w:r>
        <w:rPr>
          <w:lang w:val="en-IE"/>
        </w:rPr>
        <w:t>bootstraper</w:t>
      </w:r>
      <w:proofErr w:type="spellEnd"/>
      <w:r>
        <w:rPr>
          <w:lang w:val="en-IE"/>
        </w:rPr>
        <w:t xml:space="preserve">” packages to add custom dependencies to a Visual Studio project on </w:t>
      </w:r>
      <w:proofErr w:type="spellStart"/>
      <w:r>
        <w:rPr>
          <w:lang w:val="en-IE"/>
        </w:rPr>
        <w:t>msdn</w:t>
      </w:r>
      <w:proofErr w:type="spellEnd"/>
      <w:r>
        <w:rPr>
          <w:lang w:val="en-IE"/>
        </w:rPr>
        <w:t xml:space="preserve"> (</w:t>
      </w:r>
      <w:hyperlink r:id="rId18"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19"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 xml:space="preserve">then created </w:t>
      </w:r>
      <w:proofErr w:type="spellStart"/>
      <w:r>
        <w:rPr>
          <w:lang w:val="en-IE"/>
        </w:rPr>
        <w:t>bootstrapper</w:t>
      </w:r>
      <w:proofErr w:type="spellEnd"/>
      <w:r>
        <w:rPr>
          <w:lang w:val="en-IE"/>
        </w:rPr>
        <w:t xml:space="preserve">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5703B0">
      <w:pPr>
        <w:pStyle w:val="Heading2"/>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5703B0">
      <w:pPr>
        <w:pStyle w:val="Heading2"/>
        <w:rPr>
          <w:lang w:val="en-IE"/>
        </w:rPr>
      </w:pPr>
      <w:r>
        <w:rPr>
          <w:lang w:val="en-IE"/>
        </w:rPr>
        <w:lastRenderedPageBreak/>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20"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t>This should allow the player to move freely over any terrain and allow me to switch on/off collisions with the different parts of the player based on their pose (standing, crouching, etc.)</w:t>
      </w:r>
    </w:p>
    <w:p w:rsidR="00E3109E" w:rsidRDefault="00E3109E" w:rsidP="00E3109E">
      <w:pPr>
        <w:pStyle w:val="Heading2"/>
        <w:rPr>
          <w:lang w:val="en-IE"/>
        </w:rPr>
      </w:pPr>
      <w:r>
        <w:rPr>
          <w:lang w:val="en-IE"/>
        </w:rPr>
        <w:t>04/11/12</w:t>
      </w:r>
    </w:p>
    <w:p w:rsidR="00E3109E" w:rsidRDefault="00E3109E" w:rsidP="00E3109E">
      <w:pPr>
        <w:rPr>
          <w:lang w:val="en-IE"/>
        </w:rPr>
      </w:pPr>
      <w:r>
        <w:rPr>
          <w:lang w:val="en-IE"/>
        </w:rPr>
        <w:t xml:space="preserve">I fixed the menu system so it is easily navigable using the keyboard or game pad. I swapped all the </w:t>
      </w:r>
      <w:proofErr w:type="spellStart"/>
      <w:r>
        <w:rPr>
          <w:lang w:val="en-IE"/>
        </w:rPr>
        <w:t>DateTime.Now</w:t>
      </w:r>
      <w:proofErr w:type="spellEnd"/>
      <w:r>
        <w:rPr>
          <w:lang w:val="en-IE"/>
        </w:rPr>
        <w:t xml:space="preserve"> calls in the project with </w:t>
      </w:r>
      <w:proofErr w:type="spellStart"/>
      <w:r>
        <w:rPr>
          <w:lang w:val="en-IE"/>
        </w:rPr>
        <w:t>DateTime.UtcNow</w:t>
      </w:r>
      <w:proofErr w:type="spellEnd"/>
      <w:r>
        <w:rPr>
          <w:lang w:val="en-IE"/>
        </w:rPr>
        <w:t xml:space="preserve"> calls as they are far less expensive. If you want to know more about this read the following; </w:t>
      </w:r>
      <w:hyperlink r:id="rId21"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22" w:history="1">
        <w:r w:rsidRPr="00890376">
          <w:rPr>
            <w:rStyle w:val="Hyperlink"/>
            <w:lang w:val="en-IE"/>
          </w:rPr>
          <w:t>http://jason-mitchell.com/xna/xna-and-c-calling-datetime-now-is-expensive/</w:t>
        </w:r>
      </w:hyperlink>
      <w:r>
        <w:rPr>
          <w:lang w:val="en-IE"/>
        </w:rPr>
        <w:t>.</w:t>
      </w:r>
    </w:p>
    <w:p w:rsidR="00E3109E" w:rsidRPr="00E3109E" w:rsidRDefault="00E3109E" w:rsidP="00E3109E">
      <w:pPr>
        <w:rPr>
          <w:lang w:val="en-IE"/>
        </w:rPr>
      </w:pPr>
      <w:bookmarkStart w:id="1" w:name="_GoBack"/>
      <w:bookmarkEnd w:id="1"/>
    </w:p>
    <w:sectPr w:rsidR="00E3109E" w:rsidRPr="00E3109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trackRevisions/>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143A33"/>
    <w:rsid w:val="001575B3"/>
    <w:rsid w:val="001760A2"/>
    <w:rsid w:val="001B07FA"/>
    <w:rsid w:val="00307830"/>
    <w:rsid w:val="003C7201"/>
    <w:rsid w:val="00461C87"/>
    <w:rsid w:val="0048784F"/>
    <w:rsid w:val="00490FCE"/>
    <w:rsid w:val="004B722D"/>
    <w:rsid w:val="00532106"/>
    <w:rsid w:val="005703B0"/>
    <w:rsid w:val="005F7D73"/>
    <w:rsid w:val="006B025B"/>
    <w:rsid w:val="00760185"/>
    <w:rsid w:val="007636FA"/>
    <w:rsid w:val="00892AD2"/>
    <w:rsid w:val="00953133"/>
    <w:rsid w:val="00987188"/>
    <w:rsid w:val="00A50AC1"/>
    <w:rsid w:val="00B07292"/>
    <w:rsid w:val="00C21334"/>
    <w:rsid w:val="00C3756A"/>
    <w:rsid w:val="00D648D9"/>
    <w:rsid w:val="00D65CC3"/>
    <w:rsid w:val="00E079CF"/>
    <w:rsid w:val="00E3109E"/>
    <w:rsid w:val="00EC5389"/>
    <w:rsid w:val="00EE378E"/>
    <w:rsid w:val="00F7410B"/>
    <w:rsid w:val="00F97189"/>
    <w:rsid w:val="00FC137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oleObject" Target="embeddings/oleObject2.bin"/><Relationship Id="rId18" Type="http://schemas.openxmlformats.org/officeDocument/2006/relationships/hyperlink" Target="http://msdn.microsoft.com/en-us/library/ms165429.aspx" TargetMode="External"/><Relationship Id="rId3" Type="http://schemas.openxmlformats.org/officeDocument/2006/relationships/styles" Target="styles.xml"/><Relationship Id="rId21" Type="http://schemas.openxmlformats.org/officeDocument/2006/relationships/hyperlink" Target="http://www.eggheadcafe.com/tutorials/csharp/71b57428-6b59-4466-9762-ecb437ffac98/is-twitter-good-for-developers--and-datetimenow.aspx" TargetMode="External"/><Relationship Id="rId7" Type="http://schemas.openxmlformats.org/officeDocument/2006/relationships/image" Target="media/image1.png"/><Relationship Id="rId12" Type="http://schemas.openxmlformats.org/officeDocument/2006/relationships/image" Target="media/image3.emf"/><Relationship Id="rId17" Type="http://schemas.openxmlformats.org/officeDocument/2006/relationships/oleObject" Target="embeddings/oleObject3.bin"/><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hyperlink" Target="http://amazingretardo.simiansoftwerks.com/2010/02/17/platformer-character-control-farseer-physics-engine/"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kinecttoolbox.codeplex.com/" TargetMode="Externa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hyperlink" Target="http://kinecttoolbox.codeplex.com/" TargetMode="External"/><Relationship Id="rId19" Type="http://schemas.openxmlformats.org/officeDocument/2006/relationships/hyperlink" Target="http://elmaskubilay.blogspot.ie/2012/06/find-guid-globally-unique-identifier-of.html" TargetMode="External"/><Relationship Id="rId4" Type="http://schemas.microsoft.com/office/2007/relationships/stylesWithEffects" Target="stylesWithEffects.xml"/><Relationship Id="rId9" Type="http://schemas.openxmlformats.org/officeDocument/2006/relationships/oleObject" Target="embeddings/oleObject1.bin"/><Relationship Id="rId14" Type="http://schemas.openxmlformats.org/officeDocument/2006/relationships/hyperlink" Target="http://channel9.msdn.com/coding4fun/kinect/The-Purple-Book-Using-Kinect-for-Windows-with-XNA" TargetMode="External"/><Relationship Id="rId22" Type="http://schemas.openxmlformats.org/officeDocument/2006/relationships/hyperlink" Target="http://jason-mitchell.com/xna/xna-and-c-calling-datetime-now-is-expensiv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E4A044-D770-43F3-AAF9-C608998883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5</Pages>
  <Words>1597</Words>
  <Characters>9109</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Keith</dc:creator>
  <cp:lastModifiedBy>Keith</cp:lastModifiedBy>
  <cp:revision>24</cp:revision>
  <dcterms:created xsi:type="dcterms:W3CDTF">2012-10-21T10:18:00Z</dcterms:created>
  <dcterms:modified xsi:type="dcterms:W3CDTF">2012-11-04T13:42:00Z</dcterms:modified>
</cp:coreProperties>
</file>